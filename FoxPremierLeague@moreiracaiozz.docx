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rPr>
          <w:rFonts w:ascii="Comfortaa" w:cs="Comfortaa" w:eastAsia="Comfortaa" w:hAnsi="Comfortaa"/>
          <w:b w:val="1"/>
          <w:sz w:val="34"/>
          <w:szCs w:val="34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                        </w:t>
      </w:r>
      <w:r w:rsidDel="00000000" w:rsidR="00000000" w:rsidRPr="00000000">
        <w:rPr>
          <w:rFonts w:ascii="Comfortaa" w:cs="Comfortaa" w:eastAsia="Comfortaa" w:hAnsi="Comfortaa"/>
          <w:b w:val="1"/>
          <w:sz w:val="34"/>
          <w:szCs w:val="34"/>
          <w:rtl w:val="0"/>
        </w:rPr>
        <w:t xml:space="preserve">  Semifinal - Premier League</w:t>
      </w:r>
    </w:p>
    <w:p w:rsidR="00000000" w:rsidDel="00000000" w:rsidP="00000000" w:rsidRDefault="00000000" w:rsidRPr="00000000" w14:paraId="00000002">
      <w:pPr>
        <w:pageBreakBefore w:val="0"/>
        <w:rPr>
          <w:rFonts w:ascii="Comfortaa" w:cs="Comfortaa" w:eastAsia="Comfortaa" w:hAnsi="Comfortaa"/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rPr>
          <w:rFonts w:ascii="Comfortaa" w:cs="Comfortaa" w:eastAsia="Comfortaa" w:hAnsi="Comfortaa"/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1875000</wp:posOffset>
            </wp:positionH>
            <wp:positionV relativeFrom="paragraph">
              <wp:posOffset>266700</wp:posOffset>
            </wp:positionV>
            <wp:extent cx="1979068" cy="1853232"/>
            <wp:effectExtent b="0" l="0" r="0" t="0"/>
            <wp:wrapTopAndBottom distB="114300" distT="114300"/>
            <wp:docPr id="3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"/>
                    <a:srcRect b="25637" l="32724" r="38538" t="26567"/>
                    <a:stretch>
                      <a:fillRect/>
                    </a:stretch>
                  </pic:blipFill>
                  <pic:spPr>
                    <a:xfrm>
                      <a:off x="0" y="0"/>
                      <a:ext cx="1979068" cy="185323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7">
      <w:pPr>
        <w:pageBreakBefore w:val="0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               </w:t>
      </w:r>
    </w:p>
    <w:p w:rsidR="00000000" w:rsidDel="00000000" w:rsidP="00000000" w:rsidRDefault="00000000" w:rsidRPr="00000000" w14:paraId="00000009">
      <w:pPr>
        <w:pageBreakBefore w:val="0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                              </w:t>
      </w:r>
    </w:p>
    <w:p w:rsidR="00000000" w:rsidDel="00000000" w:rsidP="00000000" w:rsidRDefault="00000000" w:rsidRPr="00000000" w14:paraId="0000000B">
      <w:pPr>
        <w:pageBreakBefore w:val="0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  </w:t>
      </w:r>
    </w:p>
    <w:p w:rsidR="00000000" w:rsidDel="00000000" w:rsidP="00000000" w:rsidRDefault="00000000" w:rsidRPr="00000000" w14:paraId="0000000C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                                     </w:t>
      </w:r>
      <w:r w:rsidDel="00000000" w:rsidR="00000000" w:rsidRPr="00000000">
        <w:rPr>
          <w:sz w:val="38"/>
          <w:szCs w:val="38"/>
          <w:rtl w:val="0"/>
        </w:rPr>
        <w:t xml:space="preserve">Caio Moreira</w:t>
      </w:r>
      <w:r w:rsidDel="00000000" w:rsidR="00000000" w:rsidRPr="00000000">
        <w:rPr>
          <w:rFonts w:ascii="Comfortaa" w:cs="Comfortaa" w:eastAsia="Comfortaa" w:hAnsi="Comfortaa"/>
          <w:b w:val="1"/>
          <w:sz w:val="36"/>
          <w:szCs w:val="36"/>
          <w:rtl w:val="0"/>
        </w:rPr>
        <w:t xml:space="preserve">🇧🇷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2257425</wp:posOffset>
            </wp:positionH>
            <wp:positionV relativeFrom="paragraph">
              <wp:posOffset>140113</wp:posOffset>
            </wp:positionV>
            <wp:extent cx="1214438" cy="1456019"/>
            <wp:effectExtent b="0" l="0" r="0" t="0"/>
            <wp:wrapTopAndBottom distB="114300" distT="11430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14438" cy="145601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D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b w:val="1"/>
          <w:sz w:val="36"/>
          <w:szCs w:val="36"/>
          <w:rtl w:val="0"/>
        </w:rPr>
        <w:t xml:space="preserve">               Escalações Fases Anteriores</w:t>
      </w:r>
    </w:p>
    <w:p w:rsidR="00000000" w:rsidDel="00000000" w:rsidP="00000000" w:rsidRDefault="00000000" w:rsidRPr="00000000" w14:paraId="00000015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i w:val="1"/>
                <w:color w:val="0000ff"/>
                <w:sz w:val="30"/>
                <w:szCs w:val="30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i w:val="1"/>
                <w:sz w:val="30"/>
                <w:szCs w:val="30"/>
                <w:rtl w:val="0"/>
              </w:rPr>
              <w:t xml:space="preserve">                            Fox vs Marrento eSports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i w:val="1"/>
                <w:color w:val="0000ff"/>
                <w:sz w:val="30"/>
                <w:szCs w:val="30"/>
                <w:rtl w:val="0"/>
              </w:rPr>
              <w:t xml:space="preserve">(2x1)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i w:val="1"/>
                <w:sz w:val="30"/>
                <w:szCs w:val="30"/>
                <w:rtl w:val="0"/>
              </w:rPr>
              <w:t xml:space="preserve">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30"/>
                <w:szCs w:val="30"/>
                <w:rtl w:val="0"/>
              </w:rPr>
              <w:t xml:space="preserve"> 2V2: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32"/>
                <w:szCs w:val="32"/>
                <w:rtl w:val="0"/>
              </w:rPr>
              <w:t xml:space="preserve"> Ninja - zVasb!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rtl w:val="0"/>
              </w:rPr>
              <w:t xml:space="preserve">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4"/>
                <w:szCs w:val="24"/>
                <w:rtl w:val="0"/>
              </w:rPr>
              <w:t xml:space="preserve">  Ban: Tornado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sz w:val="30"/>
                <w:szCs w:val="30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30"/>
                <w:szCs w:val="30"/>
                <w:rtl w:val="0"/>
              </w:rPr>
              <w:t xml:space="preserve">KOTH: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32"/>
                <w:szCs w:val="32"/>
                <w:rtl w:val="0"/>
              </w:rPr>
              <w:t xml:space="preserve">Caverna- Ninja- Moi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sz w:val="30"/>
                <w:szCs w:val="30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30"/>
                <w:szCs w:val="30"/>
                <w:rtl w:val="0"/>
              </w:rPr>
              <w:t xml:space="preserve">  1v1:  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32"/>
                <w:szCs w:val="32"/>
                <w:rtl w:val="0"/>
              </w:rPr>
              <w:t xml:space="preserve">Moi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A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i w:val="1"/>
                <w:color w:val="ff0000"/>
                <w:sz w:val="30"/>
                <w:szCs w:val="30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i w:val="1"/>
                <w:sz w:val="30"/>
                <w:szCs w:val="30"/>
                <w:rtl w:val="0"/>
              </w:rPr>
              <w:t xml:space="preserve">                                    Fox vs Shot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i w:val="1"/>
                <w:color w:val="ff0000"/>
                <w:sz w:val="30"/>
                <w:szCs w:val="30"/>
                <w:rtl w:val="0"/>
              </w:rPr>
              <w:t xml:space="preserve">(0x2)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i w:val="1"/>
                <w:sz w:val="30"/>
                <w:szCs w:val="30"/>
                <w:rtl w:val="0"/>
              </w:rPr>
              <w:t xml:space="preserve">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30"/>
                <w:szCs w:val="30"/>
                <w:rtl w:val="0"/>
              </w:rPr>
              <w:t xml:space="preserve"> 2V2: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32"/>
                <w:szCs w:val="32"/>
                <w:rtl w:val="0"/>
              </w:rPr>
              <w:t xml:space="preserve"> Ninja - zVasb!!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rtl w:val="0"/>
              </w:rPr>
              <w:t xml:space="preserve"> 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4"/>
                <w:szCs w:val="24"/>
                <w:rtl w:val="0"/>
              </w:rPr>
              <w:t xml:space="preserve">  Ban: Tornado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sz w:val="30"/>
                <w:szCs w:val="30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30"/>
                <w:szCs w:val="30"/>
                <w:rtl w:val="0"/>
              </w:rPr>
              <w:t xml:space="preserve">KOTH: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32"/>
                <w:szCs w:val="32"/>
                <w:rtl w:val="0"/>
              </w:rPr>
              <w:t xml:space="preserve">Dayler - Caverna - Moi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sz w:val="30"/>
                <w:szCs w:val="30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30"/>
                <w:szCs w:val="30"/>
                <w:rtl w:val="0"/>
              </w:rPr>
              <w:t xml:space="preserve">  1v1:  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32"/>
                <w:szCs w:val="32"/>
                <w:rtl w:val="0"/>
              </w:rPr>
              <w:t xml:space="preserve">Moi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0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i w:val="1"/>
                <w:color w:val="0000ff"/>
                <w:sz w:val="30"/>
                <w:szCs w:val="30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i w:val="1"/>
                <w:sz w:val="30"/>
                <w:szCs w:val="30"/>
                <w:rtl w:val="0"/>
              </w:rPr>
              <w:t xml:space="preserve">                                Fox vs Alpha Brazil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i w:val="1"/>
                <w:color w:val="0000ff"/>
                <w:sz w:val="30"/>
                <w:szCs w:val="30"/>
                <w:rtl w:val="0"/>
              </w:rPr>
              <w:t xml:space="preserve">(2x0)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i w:val="1"/>
                <w:sz w:val="30"/>
                <w:szCs w:val="30"/>
                <w:rtl w:val="0"/>
              </w:rPr>
              <w:t xml:space="preserve">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30"/>
                <w:szCs w:val="30"/>
                <w:rtl w:val="0"/>
              </w:rPr>
              <w:t xml:space="preserve"> 2V2: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32"/>
                <w:szCs w:val="32"/>
                <w:rtl w:val="0"/>
              </w:rPr>
              <w:t xml:space="preserve">   Ninja - zVasb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rtl w:val="0"/>
              </w:rPr>
              <w:t xml:space="preserve">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4"/>
                <w:szCs w:val="24"/>
                <w:rtl w:val="0"/>
              </w:rPr>
              <w:t xml:space="preserve">  Ban: Tornado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sz w:val="30"/>
                <w:szCs w:val="30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30"/>
                <w:szCs w:val="30"/>
                <w:rtl w:val="0"/>
              </w:rPr>
              <w:t xml:space="preserve">KOTH: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32"/>
                <w:szCs w:val="32"/>
                <w:rtl w:val="0"/>
              </w:rPr>
              <w:t xml:space="preserve">Dayler - Caverna - Moi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sz w:val="30"/>
                <w:szCs w:val="30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30"/>
                <w:szCs w:val="30"/>
                <w:rtl w:val="0"/>
              </w:rPr>
              <w:t xml:space="preserve">  1v1:    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32"/>
                <w:szCs w:val="32"/>
                <w:rtl w:val="0"/>
              </w:rPr>
              <w:t xml:space="preserve">Moi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6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i w:val="1"/>
                <w:color w:val="0000ff"/>
                <w:sz w:val="30"/>
                <w:szCs w:val="30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i w:val="1"/>
                <w:sz w:val="30"/>
                <w:szCs w:val="30"/>
                <w:rtl w:val="0"/>
              </w:rPr>
              <w:t xml:space="preserve">                   (Quartas)     Fox vs Red Fox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i w:val="1"/>
                <w:color w:val="0000ff"/>
                <w:sz w:val="30"/>
                <w:szCs w:val="30"/>
                <w:rtl w:val="0"/>
              </w:rPr>
              <w:t xml:space="preserve">(2x0)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i w:val="1"/>
                <w:sz w:val="30"/>
                <w:szCs w:val="30"/>
                <w:rtl w:val="0"/>
              </w:rPr>
              <w:t xml:space="preserve">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30"/>
                <w:szCs w:val="30"/>
                <w:rtl w:val="0"/>
              </w:rPr>
              <w:t xml:space="preserve"> 2V2: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32"/>
                <w:szCs w:val="32"/>
                <w:rtl w:val="0"/>
              </w:rPr>
              <w:t xml:space="preserve">   Ninja - zVasb!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rtl w:val="0"/>
              </w:rPr>
              <w:t xml:space="preserve">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4"/>
                <w:szCs w:val="24"/>
                <w:rtl w:val="0"/>
              </w:rPr>
              <w:t xml:space="preserve">  Ban: Tornado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sz w:val="30"/>
                <w:szCs w:val="30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30"/>
                <w:szCs w:val="30"/>
                <w:rtl w:val="0"/>
              </w:rPr>
              <w:t xml:space="preserve">KOTH: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32"/>
                <w:szCs w:val="32"/>
                <w:rtl w:val="0"/>
              </w:rPr>
              <w:t xml:space="preserve">Moi - CaioMarina - LordSebastian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sz w:val="30"/>
                <w:szCs w:val="30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30"/>
                <w:szCs w:val="30"/>
                <w:rtl w:val="0"/>
              </w:rPr>
              <w:t xml:space="preserve">  1v1:    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32"/>
                <w:szCs w:val="32"/>
                <w:rtl w:val="0"/>
              </w:rPr>
              <w:t xml:space="preserve">Moi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C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34"/>
          <w:szCs w:val="34"/>
          <w:rtl w:val="0"/>
        </w:rPr>
        <w:t xml:space="preserve">                                 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2264866</wp:posOffset>
            </wp:positionH>
            <wp:positionV relativeFrom="paragraph">
              <wp:posOffset>114300</wp:posOffset>
            </wp:positionV>
            <wp:extent cx="576263" cy="663159"/>
            <wp:effectExtent b="0" l="0" r="0" t="0"/>
            <wp:wrapTopAndBottom distB="114300" distT="114300"/>
            <wp:docPr id="2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3" cy="66315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tbl>
      <w:tblPr>
        <w:tblStyle w:val="Table5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i w:val="1"/>
                <w:sz w:val="34"/>
                <w:szCs w:val="34"/>
                <w:rtl w:val="0"/>
              </w:rPr>
              <w:t xml:space="preserve">       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i w:val="1"/>
                <w:sz w:val="28"/>
                <w:szCs w:val="28"/>
                <w:rtl w:val="0"/>
              </w:rPr>
              <w:t xml:space="preserve">                           </w:t>
            </w:r>
            <w:r w:rsidDel="00000000" w:rsidR="00000000" w:rsidRPr="00000000">
              <w:rPr>
                <w:b w:val="1"/>
                <w:i w:val="1"/>
                <w:sz w:val="28"/>
                <w:szCs w:val="28"/>
                <w:rtl w:val="0"/>
              </w:rPr>
              <w:t xml:space="preserve"> Ninja - Zvasb!</w:t>
            </w:r>
          </w:p>
        </w:tc>
      </w:tr>
      <w:tr>
        <w:trPr>
          <w:cantSplit w:val="0"/>
          <w:trHeight w:val="333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  <w:b w:val="1"/>
                <w:i w:val="1"/>
                <w:sz w:val="20"/>
                <w:szCs w:val="20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i w:val="1"/>
                <w:sz w:val="20"/>
                <w:szCs w:val="20"/>
                <w:rtl w:val="0"/>
              </w:rPr>
              <w:t xml:space="preserve">                                                       DECKPOOL:</w:t>
            </w:r>
          </w:p>
        </w:tc>
      </w:tr>
      <w:tr>
        <w:trPr>
          <w:cantSplit w:val="0"/>
          <w:trHeight w:val="291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i w:val="1"/>
                <w:sz w:val="20"/>
                <w:szCs w:val="20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323975" cy="1657350"/>
                  <wp:effectExtent b="0" l="0" r="0" t="0"/>
                  <wp:docPr id="51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975" cy="16573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114300" distT="114300" distL="114300" distR="114300">
                  <wp:extent cx="1343025" cy="1628775"/>
                  <wp:effectExtent b="0" l="0" r="0" t="0"/>
                  <wp:docPr id="18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16287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114300" distT="114300" distL="114300" distR="114300">
                  <wp:extent cx="1304925" cy="1685925"/>
                  <wp:effectExtent b="0" l="0" r="0" t="0"/>
                  <wp:docPr id="38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925" cy="16859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114300" distT="114300" distL="114300" distR="114300">
                  <wp:extent cx="1333500" cy="1676400"/>
                  <wp:effectExtent b="0" l="0" r="0" t="0"/>
                  <wp:docPr id="49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67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0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34"/>
          <w:szCs w:val="34"/>
          <w:rtl w:val="0"/>
        </w:rPr>
        <w:t xml:space="preserve">  Os primeiros decks são os que eles mais usam, e que tem uma WR excelente. Lava é uma variação que foi bastante usada por eles, mas com poucas vitórias; talvez mantenham o uso por conta do Zvasb! que é um jogador experiente com a Carta. </w:t>
      </w:r>
    </w:p>
    <w:p w:rsidR="00000000" w:rsidDel="00000000" w:rsidP="00000000" w:rsidRDefault="00000000" w:rsidRPr="00000000" w14:paraId="00000032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b w:val="1"/>
          <w:sz w:val="36"/>
          <w:szCs w:val="36"/>
          <w:rtl w:val="0"/>
        </w:rPr>
        <w:t xml:space="preserve">Balão foi a carta mais utilizada por eles nas escolhas, e essa escolha justifica o ban de Tornado, que foi usado por eles em toda a </w:t>
      </w:r>
    </w:p>
    <w:p w:rsidR="00000000" w:rsidDel="00000000" w:rsidP="00000000" w:rsidRDefault="00000000" w:rsidRPr="00000000" w14:paraId="00000034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b w:val="1"/>
          <w:sz w:val="36"/>
          <w:szCs w:val="36"/>
          <w:rtl w:val="0"/>
        </w:rPr>
        <w:t xml:space="preserve">competição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rFonts w:ascii="Comfortaa" w:cs="Comfortaa" w:eastAsia="Comfortaa" w:hAnsi="Comfortaa"/>
          <w:b w:val="1"/>
          <w:sz w:val="36"/>
          <w:szCs w:val="36"/>
          <w:rtl w:val="0"/>
        </w:rPr>
        <w:t xml:space="preserve"> </w:t>
      </w:r>
      <w:r w:rsidDel="00000000" w:rsidR="00000000" w:rsidRPr="00000000">
        <w:rPr>
          <w:rFonts w:ascii="Comfortaa" w:cs="Comfortaa" w:eastAsia="Comfortaa" w:hAnsi="Comfortaa"/>
          <w:b w:val="1"/>
          <w:sz w:val="48"/>
          <w:szCs w:val="48"/>
          <w:rtl w:val="0"/>
        </w:rPr>
        <w:t xml:space="preserve">            </w:t>
      </w:r>
      <w:r w:rsidDel="00000000" w:rsidR="00000000" w:rsidRPr="00000000">
        <w:rPr>
          <w:b w:val="1"/>
          <w:sz w:val="46"/>
          <w:szCs w:val="46"/>
          <w:rtl w:val="0"/>
        </w:rPr>
        <w:t xml:space="preserve">                Moi</w:t>
      </w:r>
    </w:p>
    <w:p w:rsidR="00000000" w:rsidDel="00000000" w:rsidP="00000000" w:rsidRDefault="00000000" w:rsidRPr="00000000" w14:paraId="0000003C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42.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ageBreakBefore w:val="0"/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Maior Probabilidade de Uso</w:t>
            </w:r>
          </w:p>
        </w:tc>
      </w:tr>
      <w:tr>
        <w:trPr>
          <w:cantSplit w:val="0"/>
          <w:trHeight w:val="1914.56787109375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ageBreakBefore w:val="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30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79500"/>
                  <wp:effectExtent b="0" l="0" r="0" t="0"/>
                  <wp:docPr id="24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54100"/>
                  <wp:effectExtent b="0" l="0" r="0" t="0"/>
                  <wp:docPr id="58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69% WR                                      71% WR                                    60% WR</w:t>
            </w:r>
          </w:p>
        </w:tc>
      </w:tr>
      <w:tr>
        <w:trPr>
          <w:cantSplit w:val="0"/>
          <w:trHeight w:val="542.3730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ageBreakBefore w:val="0"/>
              <w:rPr>
                <w:sz w:val="32"/>
                <w:szCs w:val="32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 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Probabilidade Média de Uso</w:t>
            </w:r>
          </w:p>
        </w:tc>
      </w:tr>
      <w:tr>
        <w:trPr>
          <w:cantSplit w:val="0"/>
          <w:trHeight w:val="17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41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14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19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  70% WR                                   71% WR                                    63% WR      </w:t>
            </w:r>
          </w:p>
        </w:tc>
      </w:tr>
    </w:tbl>
    <w:p w:rsidR="00000000" w:rsidDel="00000000" w:rsidP="00000000" w:rsidRDefault="00000000" w:rsidRPr="00000000" w14:paraId="00000043">
      <w:pPr>
        <w:pageBreakBefore w:val="0"/>
        <w:jc w:val="center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          Joga bastante com o deck de Lava, um de seus melhores; Geralmente escalado em último do KOTH e no 1v1, é o jogador de confiança da equipe.</w:t>
      </w:r>
    </w:p>
    <w:p w:rsidR="00000000" w:rsidDel="00000000" w:rsidP="00000000" w:rsidRDefault="00000000" w:rsidRPr="00000000" w14:paraId="00000045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26"/>
                <w:szCs w:val="26"/>
                <w:rtl w:val="0"/>
              </w:rPr>
              <w:t xml:space="preserve">                          Decks Recomendados Para Usar:</w:t>
            </w:r>
          </w:p>
        </w:tc>
      </w:tr>
      <w:tr>
        <w:trPr>
          <w:cantSplit w:val="0"/>
          <w:trHeight w:val="154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ageBreakBefore w:val="0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 </w:t>
            </w: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362075" cy="800100"/>
                  <wp:effectExtent b="0" l="0" r="0" t="0"/>
                  <wp:docPr id="61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0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i w:val="1"/>
                <w:rtl w:val="0"/>
              </w:rPr>
              <w:t xml:space="preserve">   </w:t>
            </w: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330223" cy="790692"/>
                  <wp:effectExtent b="0" l="0" r="0" t="0"/>
                  <wp:docPr id="50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0223" cy="79069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9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rFonts w:ascii="Comfortaa" w:cs="Comfortaa" w:eastAsia="Comfortaa" w:hAnsi="Comfortaa"/>
          <w:b w:val="1"/>
          <w:sz w:val="36"/>
          <w:szCs w:val="36"/>
          <w:rtl w:val="0"/>
        </w:rPr>
        <w:t xml:space="preserve"> </w:t>
      </w:r>
      <w:r w:rsidDel="00000000" w:rsidR="00000000" w:rsidRPr="00000000">
        <w:rPr>
          <w:b w:val="1"/>
          <w:sz w:val="46"/>
          <w:szCs w:val="46"/>
          <w:rtl w:val="0"/>
        </w:rPr>
        <w:t xml:space="preserve">                            Dayler</w:t>
      </w:r>
    </w:p>
    <w:p w:rsidR="00000000" w:rsidDel="00000000" w:rsidP="00000000" w:rsidRDefault="00000000" w:rsidRPr="00000000" w14:paraId="0000004E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42.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ageBreakBefore w:val="0"/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Maior Probabilidade de Uso</w:t>
            </w:r>
          </w:p>
        </w:tc>
      </w:tr>
      <w:tr>
        <w:trPr>
          <w:cantSplit w:val="0"/>
          <w:trHeight w:val="1914.56787109375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ageBreakBefore w:val="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79500"/>
                  <wp:effectExtent b="0" l="0" r="0" t="0"/>
                  <wp:docPr id="7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510443" cy="1108206"/>
                  <wp:effectExtent b="0" l="0" r="0" t="0"/>
                  <wp:docPr id="17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0443" cy="110820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484060" cy="1104979"/>
                  <wp:effectExtent b="0" l="0" r="0" t="0"/>
                  <wp:docPr id="56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4060" cy="110497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63% WR                                        71% WR                                    61% WR</w:t>
            </w:r>
          </w:p>
        </w:tc>
      </w:tr>
      <w:tr>
        <w:trPr>
          <w:cantSplit w:val="0"/>
          <w:trHeight w:val="542.3730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ageBreakBefore w:val="0"/>
              <w:rPr>
                <w:sz w:val="32"/>
                <w:szCs w:val="32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 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Probabilidade Média de Uso</w:t>
            </w:r>
          </w:p>
        </w:tc>
      </w:tr>
      <w:tr>
        <w:trPr>
          <w:cantSplit w:val="0"/>
          <w:trHeight w:val="17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485670" cy="1101266"/>
                  <wp:effectExtent b="0" l="0" r="0" t="0"/>
                  <wp:docPr id="54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670" cy="110126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79500"/>
                  <wp:effectExtent b="0" l="0" r="0" t="0"/>
                  <wp:docPr id="53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474008" cy="1089484"/>
                  <wp:effectExtent b="0" l="0" r="0" t="0"/>
                  <wp:docPr id="12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4008" cy="108948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  41% WR                                     65% WR                                   51% WR</w:t>
            </w:r>
          </w:p>
        </w:tc>
      </w:tr>
    </w:tbl>
    <w:p w:rsidR="00000000" w:rsidDel="00000000" w:rsidP="00000000" w:rsidRDefault="00000000" w:rsidRPr="00000000" w14:paraId="00000055">
      <w:pPr>
        <w:pageBreakBefore w:val="0"/>
        <w:jc w:val="center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O deck de Hog é muito bem utilizado por ele</w:t>
      </w:r>
    </w:p>
    <w:p w:rsidR="00000000" w:rsidDel="00000000" w:rsidP="00000000" w:rsidRDefault="00000000" w:rsidRPr="00000000" w14:paraId="00000057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O Deck de Cemitério com Carrinho é um de Seus conforts, em um momento mais decisivo seu uso é bem provável, </w:t>
      </w:r>
    </w:p>
    <w:p w:rsidR="00000000" w:rsidDel="00000000" w:rsidP="00000000" w:rsidRDefault="00000000" w:rsidRPr="00000000" w14:paraId="00000058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26"/>
                <w:szCs w:val="26"/>
                <w:rtl w:val="0"/>
              </w:rPr>
              <w:t xml:space="preserve">                          Decks Recomendados Para Usar:</w:t>
            </w:r>
          </w:p>
        </w:tc>
      </w:tr>
      <w:tr>
        <w:trPr>
          <w:cantSplit w:val="0"/>
          <w:trHeight w:val="154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ageBreakBefore w:val="0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362075" cy="825500"/>
                  <wp:effectExtent b="0" l="0" r="0" t="0"/>
                  <wp:docPr id="60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/>
              <w:drawing>
                <wp:inline distB="114300" distT="114300" distL="114300" distR="114300">
                  <wp:extent cx="1362075" cy="812800"/>
                  <wp:effectExtent b="0" l="0" r="0" t="0"/>
                  <wp:docPr id="28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1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B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46"/>
          <w:szCs w:val="46"/>
          <w:rtl w:val="0"/>
        </w:rPr>
        <w:t xml:space="preserve">                 キャプテン Caverna</w:t>
      </w:r>
    </w:p>
    <w:p w:rsidR="00000000" w:rsidDel="00000000" w:rsidP="00000000" w:rsidRDefault="00000000" w:rsidRPr="00000000" w14:paraId="0000005F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42.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ageBreakBefore w:val="0"/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Maior Probabilidade de Uso</w:t>
            </w:r>
          </w:p>
        </w:tc>
      </w:tr>
      <w:tr>
        <w:trPr>
          <w:cantSplit w:val="0"/>
          <w:trHeight w:val="1914.56787109375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ageBreakBefore w:val="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79500"/>
                  <wp:effectExtent b="0" l="0" r="0" t="0"/>
                  <wp:docPr id="43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464511" cy="1058587"/>
                  <wp:effectExtent b="0" l="0" r="0" t="0"/>
                  <wp:docPr id="57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4511" cy="105858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59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72% WR                                      69% WR                                     62% WR</w:t>
            </w:r>
          </w:p>
        </w:tc>
      </w:tr>
      <w:tr>
        <w:trPr>
          <w:cantSplit w:val="0"/>
          <w:trHeight w:val="542.3730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ageBreakBefore w:val="0"/>
              <w:rPr>
                <w:sz w:val="32"/>
                <w:szCs w:val="32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 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Probabilidade Média de Uso</w:t>
            </w:r>
          </w:p>
        </w:tc>
      </w:tr>
      <w:tr>
        <w:trPr>
          <w:cantSplit w:val="0"/>
          <w:trHeight w:val="17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079500"/>
                  <wp:effectExtent b="0" l="0" r="0" t="0"/>
                  <wp:docPr id="34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460626" cy="1075732"/>
                  <wp:effectExtent b="0" l="0" r="0" t="0"/>
                  <wp:docPr id="29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0626" cy="107573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10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  87% WR                                     68% WR                                 54% WR</w:t>
            </w:r>
          </w:p>
        </w:tc>
      </w:tr>
    </w:tbl>
    <w:p w:rsidR="00000000" w:rsidDel="00000000" w:rsidP="00000000" w:rsidRDefault="00000000" w:rsidRPr="00000000" w14:paraId="00000066">
      <w:pPr>
        <w:pageBreakBefore w:val="0"/>
        <w:jc w:val="center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Os Decks de Lava e Cemitério são seus melhores</w:t>
      </w:r>
    </w:p>
    <w:p w:rsidR="00000000" w:rsidDel="00000000" w:rsidP="00000000" w:rsidRDefault="00000000" w:rsidRPr="00000000" w14:paraId="00000068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Se escalado no Koth, provável que sea em primeiro ou segundo, e que use algum de seus melhores decks</w:t>
      </w:r>
    </w:p>
    <w:p w:rsidR="00000000" w:rsidDel="00000000" w:rsidP="00000000" w:rsidRDefault="00000000" w:rsidRPr="00000000" w14:paraId="00000069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26"/>
                <w:szCs w:val="26"/>
                <w:rtl w:val="0"/>
              </w:rPr>
              <w:t xml:space="preserve">                          Decks Recomendados Para Usar:</w:t>
            </w:r>
          </w:p>
        </w:tc>
      </w:tr>
      <w:tr>
        <w:trPr>
          <w:cantSplit w:val="0"/>
          <w:trHeight w:val="154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ageBreakBefore w:val="0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362075" cy="812800"/>
                  <wp:effectExtent b="0" l="0" r="0" t="0"/>
                  <wp:docPr id="22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1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/>
              <w:drawing>
                <wp:inline distB="114300" distT="114300" distL="114300" distR="114300">
                  <wp:extent cx="1362075" cy="825500"/>
                  <wp:effectExtent b="0" l="0" r="0" t="0"/>
                  <wp:docPr id="1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C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rFonts w:ascii="Comfortaa" w:cs="Comfortaa" w:eastAsia="Comfortaa" w:hAnsi="Comfortaa"/>
          <w:b w:val="1"/>
          <w:sz w:val="36"/>
          <w:szCs w:val="36"/>
          <w:rtl w:val="0"/>
        </w:rPr>
        <w:t xml:space="preserve">                               </w:t>
      </w:r>
      <w:r w:rsidDel="00000000" w:rsidR="00000000" w:rsidRPr="00000000">
        <w:rPr>
          <w:b w:val="1"/>
          <w:sz w:val="46"/>
          <w:szCs w:val="46"/>
          <w:rtl w:val="0"/>
        </w:rPr>
        <w:t xml:space="preserve"> Gabriel z </w:t>
      </w:r>
    </w:p>
    <w:p w:rsidR="00000000" w:rsidDel="00000000" w:rsidP="00000000" w:rsidRDefault="00000000" w:rsidRPr="00000000" w14:paraId="00000072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42.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ageBreakBefore w:val="0"/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Maior Probabilidade de Uso</w:t>
            </w:r>
          </w:p>
        </w:tc>
      </w:tr>
      <w:tr>
        <w:trPr>
          <w:cantSplit w:val="0"/>
          <w:trHeight w:val="1914.56787109375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ageBreakBefore w:val="0"/>
              <w:rPr>
                <w:b w:val="1"/>
                <w:sz w:val="32"/>
                <w:szCs w:val="32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5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46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54100"/>
                  <wp:effectExtent b="0" l="0" r="0" t="0"/>
                  <wp:docPr id="27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68% WR                                      56% WR                                    64% WR</w:t>
            </w:r>
          </w:p>
        </w:tc>
      </w:tr>
      <w:tr>
        <w:trPr>
          <w:cantSplit w:val="0"/>
          <w:trHeight w:val="542.3730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ageBreakBefore w:val="0"/>
              <w:rPr>
                <w:sz w:val="32"/>
                <w:szCs w:val="32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 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Probabilidade Média de Uso</w:t>
            </w:r>
          </w:p>
        </w:tc>
      </w:tr>
      <w:tr>
        <w:trPr>
          <w:cantSplit w:val="0"/>
          <w:trHeight w:val="17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37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4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92200"/>
                  <wp:effectExtent b="0" l="0" r="0" t="0"/>
                  <wp:docPr id="8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    76% WR                                 62% WR                                     75% WR</w:t>
            </w:r>
          </w:p>
        </w:tc>
      </w:tr>
    </w:tbl>
    <w:p w:rsidR="00000000" w:rsidDel="00000000" w:rsidP="00000000" w:rsidRDefault="00000000" w:rsidRPr="00000000" w14:paraId="00000079">
      <w:pPr>
        <w:pageBreakBefore w:val="0"/>
        <w:jc w:val="center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Joga muito bem com Lava(seu deck de maior confiança) decks de Porcos e Morteiro também, mas com menor frequência. </w:t>
      </w:r>
    </w:p>
    <w:p w:rsidR="00000000" w:rsidDel="00000000" w:rsidP="00000000" w:rsidRDefault="00000000" w:rsidRPr="00000000" w14:paraId="0000007B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26"/>
                <w:szCs w:val="26"/>
                <w:rtl w:val="0"/>
              </w:rPr>
              <w:t xml:space="preserve">                          Decks Recomendados Para Usar:</w:t>
            </w:r>
          </w:p>
        </w:tc>
      </w:tr>
      <w:tr>
        <w:trPr>
          <w:cantSplit w:val="0"/>
          <w:trHeight w:val="154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ageBreakBefore w:val="0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  <w:t xml:space="preserve">                           </w:t>
            </w: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362075" cy="812800"/>
                  <wp:effectExtent b="0" l="0" r="0" t="0"/>
                  <wp:docPr id="52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1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i w:val="1"/>
                <w:rtl w:val="0"/>
              </w:rPr>
              <w:t xml:space="preserve">    </w:t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362075" cy="812800"/>
                  <wp:effectExtent b="0" l="0" r="0" t="0"/>
                  <wp:docPr id="26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1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   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F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rFonts w:ascii="Comfortaa" w:cs="Comfortaa" w:eastAsia="Comfortaa" w:hAnsi="Comfortaa"/>
          <w:b w:val="1"/>
          <w:sz w:val="36"/>
          <w:szCs w:val="36"/>
          <w:rtl w:val="0"/>
        </w:rPr>
        <w:t xml:space="preserve">                                  </w:t>
      </w:r>
      <w:r w:rsidDel="00000000" w:rsidR="00000000" w:rsidRPr="00000000">
        <w:rPr>
          <w:b w:val="1"/>
          <w:sz w:val="46"/>
          <w:szCs w:val="46"/>
          <w:rtl w:val="0"/>
        </w:rPr>
        <w:t xml:space="preserve"> zVasb!</w:t>
      </w:r>
    </w:p>
    <w:p w:rsidR="00000000" w:rsidDel="00000000" w:rsidP="00000000" w:rsidRDefault="00000000" w:rsidRPr="00000000" w14:paraId="00000084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42.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ageBreakBefore w:val="0"/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Maior Probabilidade de Uso</w:t>
            </w:r>
          </w:p>
        </w:tc>
      </w:tr>
      <w:tr>
        <w:trPr>
          <w:cantSplit w:val="0"/>
          <w:trHeight w:val="1914.56787109375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ageBreakBefore w:val="0"/>
              <w:rPr>
                <w:b w:val="1"/>
                <w:sz w:val="32"/>
                <w:szCs w:val="32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079500"/>
                  <wp:effectExtent b="0" l="0" r="0" t="0"/>
                  <wp:docPr id="20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79500"/>
                  <wp:effectExtent b="0" l="0" r="0" t="0"/>
                  <wp:docPr id="21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79500"/>
                  <wp:effectExtent b="0" l="0" r="0" t="0"/>
                  <wp:docPr id="13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76% WR                                      71% WR                                    67% WR</w:t>
            </w:r>
          </w:p>
        </w:tc>
      </w:tr>
      <w:tr>
        <w:trPr>
          <w:cantSplit w:val="0"/>
          <w:trHeight w:val="542.3730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ageBreakBefore w:val="0"/>
              <w:rPr>
                <w:sz w:val="32"/>
                <w:szCs w:val="32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 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Probabilidade Média de Uso</w:t>
            </w:r>
          </w:p>
        </w:tc>
      </w:tr>
      <w:tr>
        <w:trPr>
          <w:cantSplit w:val="0"/>
          <w:trHeight w:val="17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42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   76% WR                            67% WR</w:t>
            </w:r>
          </w:p>
        </w:tc>
      </w:tr>
    </w:tbl>
    <w:p w:rsidR="00000000" w:rsidDel="00000000" w:rsidP="00000000" w:rsidRDefault="00000000" w:rsidRPr="00000000" w14:paraId="0000008B">
      <w:pPr>
        <w:pageBreakBefore w:val="0"/>
        <w:jc w:val="center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Lava é seu deck de confiança, dependendo do momento,</w:t>
      </w:r>
    </w:p>
    <w:p w:rsidR="00000000" w:rsidDel="00000000" w:rsidP="00000000" w:rsidRDefault="00000000" w:rsidRPr="00000000" w14:paraId="0000008D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é quase certeza que use alguma Variação de Lava, vem treinando bastante também com o deck de Balão e Gelo, mas não usa com frequência em suas partidas.</w:t>
      </w:r>
    </w:p>
    <w:p w:rsidR="00000000" w:rsidDel="00000000" w:rsidP="00000000" w:rsidRDefault="00000000" w:rsidRPr="00000000" w14:paraId="0000008E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26"/>
                <w:szCs w:val="26"/>
                <w:rtl w:val="0"/>
              </w:rPr>
              <w:t xml:space="preserve">                          Decks Recomendados Para Usar:</w:t>
            </w:r>
          </w:p>
        </w:tc>
      </w:tr>
      <w:tr>
        <w:trPr>
          <w:cantSplit w:val="0"/>
          <w:trHeight w:val="154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ageBreakBefore w:val="0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ins w:author="Caio Moreira" w:id="0" w:date="2020-11-13T03:49:34Z">
              <w:r w:rsidDel="00000000" w:rsidR="00000000" w:rsidRPr="00000000">
                <w:rPr>
                  <w:rFonts w:ascii="Comfortaa" w:cs="Comfortaa" w:eastAsia="Comfortaa" w:hAnsi="Comfortaa"/>
                  <w:b w:val="1"/>
                  <w:sz w:val="26"/>
                  <w:szCs w:val="26"/>
                  <w:rtl w:val="0"/>
                </w:rPr>
                <w:t xml:space="preserve">        </w:t>
              </w:r>
            </w:ins>
            <w:r w:rsidDel="00000000" w:rsidR="00000000" w:rsidRPr="00000000">
              <w:rPr>
                <w:b w:val="1"/>
                <w:i w:val="1"/>
                <w:rtl w:val="0"/>
              </w:rPr>
              <w:t xml:space="preserve">     </w:t>
            </w:r>
            <w:ins w:author="Caio Moreira" w:id="1" w:date="2020-11-13T03:48:37Z">
              <w:r w:rsidDel="00000000" w:rsidR="00000000" w:rsidRPr="00000000">
                <w:rPr>
                  <w:b w:val="1"/>
                  <w:i w:val="1"/>
                  <w:rtl w:val="0"/>
                </w:rPr>
                <w:t xml:space="preserve"> </w:t>
              </w:r>
            </w:ins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362075" cy="800100"/>
                  <wp:effectExtent b="0" l="0" r="0" t="0"/>
                  <wp:docPr id="55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0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   </w:t>
            </w: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362075" cy="812800"/>
                  <wp:effectExtent b="0" l="0" r="0" t="0"/>
                  <wp:docPr id="16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1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                          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2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rFonts w:ascii="Comfortaa" w:cs="Comfortaa" w:eastAsia="Comfortaa" w:hAnsi="Comfortaa"/>
          <w:b w:val="1"/>
          <w:sz w:val="36"/>
          <w:szCs w:val="36"/>
          <w:rtl w:val="0"/>
        </w:rPr>
        <w:t xml:space="preserve">                                   </w:t>
      </w:r>
      <w:r w:rsidDel="00000000" w:rsidR="00000000" w:rsidRPr="00000000">
        <w:rPr>
          <w:b w:val="1"/>
          <w:sz w:val="46"/>
          <w:szCs w:val="46"/>
          <w:rtl w:val="0"/>
        </w:rPr>
        <w:t xml:space="preserve">Ninja</w:t>
      </w:r>
    </w:p>
    <w:p w:rsidR="00000000" w:rsidDel="00000000" w:rsidP="00000000" w:rsidRDefault="00000000" w:rsidRPr="00000000" w14:paraId="00000096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42.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ageBreakBefore w:val="0"/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Maior Probabilidade de Uso</w:t>
            </w:r>
          </w:p>
        </w:tc>
      </w:tr>
      <w:tr>
        <w:trPr>
          <w:cantSplit w:val="0"/>
          <w:trHeight w:val="1914.56787109375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ageBreakBefore w:val="0"/>
              <w:rPr>
                <w:b w:val="1"/>
                <w:sz w:val="32"/>
                <w:szCs w:val="32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079500"/>
                  <wp:effectExtent b="0" l="0" r="0" t="0"/>
                  <wp:docPr id="33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54100"/>
                  <wp:effectExtent b="0" l="0" r="0" t="0"/>
                  <wp:docPr id="48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32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59% WR                                      86% WR                                    68% WR</w:t>
            </w:r>
          </w:p>
        </w:tc>
      </w:tr>
      <w:tr>
        <w:trPr>
          <w:cantSplit w:val="0"/>
          <w:trHeight w:val="542.3730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ageBreakBefore w:val="0"/>
              <w:rPr>
                <w:sz w:val="32"/>
                <w:szCs w:val="32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 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Probabilidade Média de Uso</w:t>
            </w:r>
          </w:p>
        </w:tc>
      </w:tr>
      <w:tr>
        <w:trPr>
          <w:cantSplit w:val="0"/>
          <w:trHeight w:val="17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117600"/>
                  <wp:effectExtent b="0" l="0" r="0" t="0"/>
                  <wp:docPr id="47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11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79500"/>
                  <wp:effectExtent b="0" l="0" r="0" t="0"/>
                  <wp:docPr id="15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54100"/>
                  <wp:effectExtent b="0" l="0" r="0" t="0"/>
                  <wp:docPr id="31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  44% WR                                      50% WR                                  67% WR</w:t>
            </w:r>
          </w:p>
        </w:tc>
      </w:tr>
    </w:tbl>
    <w:p w:rsidR="00000000" w:rsidDel="00000000" w:rsidP="00000000" w:rsidRDefault="00000000" w:rsidRPr="00000000" w14:paraId="0000009D">
      <w:pPr>
        <w:pageBreakBefore w:val="0"/>
        <w:jc w:val="center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Gosta bastante do Deck de Morteiro,</w:t>
      </w:r>
    </w:p>
    <w:p w:rsidR="00000000" w:rsidDel="00000000" w:rsidP="00000000" w:rsidRDefault="00000000" w:rsidRPr="00000000" w14:paraId="0000009F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 mas ultimamente vem utilizando muito bem Lava e GG Real, que são decks de seu domínio </w:t>
      </w:r>
    </w:p>
    <w:p w:rsidR="00000000" w:rsidDel="00000000" w:rsidP="00000000" w:rsidRDefault="00000000" w:rsidRPr="00000000" w14:paraId="000000A0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26"/>
                <w:szCs w:val="26"/>
                <w:rtl w:val="0"/>
              </w:rPr>
              <w:t xml:space="preserve">                          Decks Recomendados Para Usar:</w:t>
            </w:r>
          </w:p>
        </w:tc>
      </w:tr>
      <w:tr>
        <w:trPr>
          <w:cantSplit w:val="0"/>
          <w:trHeight w:val="154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ageBreakBefore w:val="0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362075" cy="812800"/>
                  <wp:effectExtent b="0" l="0" r="0" t="0"/>
                  <wp:docPr id="36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1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362075" cy="812800"/>
                  <wp:effectExtent b="0" l="0" r="0" t="0"/>
                  <wp:docPr id="25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1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                   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4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b w:val="1"/>
          <w:sz w:val="46"/>
          <w:szCs w:val="46"/>
          <w:rtl w:val="0"/>
        </w:rPr>
        <w:t xml:space="preserve">                           CaioMarina</w:t>
      </w:r>
    </w:p>
    <w:p w:rsidR="00000000" w:rsidDel="00000000" w:rsidP="00000000" w:rsidRDefault="00000000" w:rsidRPr="00000000" w14:paraId="000000AA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42.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ageBreakBefore w:val="0"/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Maior Probabilidade de Uso</w:t>
            </w:r>
          </w:p>
        </w:tc>
      </w:tr>
      <w:tr>
        <w:trPr>
          <w:cantSplit w:val="0"/>
          <w:trHeight w:val="1914.56787109375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ageBreakBefore w:val="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79500"/>
                  <wp:effectExtent b="0" l="0" r="0" t="0"/>
                  <wp:docPr id="44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92200"/>
                  <wp:effectExtent b="0" l="0" r="0" t="0"/>
                  <wp:docPr id="40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54100"/>
                  <wp:effectExtent b="0" l="0" r="0" t="0"/>
                  <wp:docPr id="11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89% WR                                      71% WR                                    64% WR</w:t>
            </w:r>
          </w:p>
        </w:tc>
      </w:tr>
      <w:tr>
        <w:trPr>
          <w:cantSplit w:val="0"/>
          <w:trHeight w:val="542.3730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ageBreakBefore w:val="0"/>
              <w:rPr>
                <w:sz w:val="32"/>
                <w:szCs w:val="32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 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Probabilidade Média de Uso</w:t>
            </w:r>
          </w:p>
        </w:tc>
      </w:tr>
      <w:tr>
        <w:trPr>
          <w:cantSplit w:val="0"/>
          <w:trHeight w:val="17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39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45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  68% WR                                      55% WR                               43% WR</w:t>
            </w:r>
          </w:p>
        </w:tc>
      </w:tr>
    </w:tbl>
    <w:p w:rsidR="00000000" w:rsidDel="00000000" w:rsidP="00000000" w:rsidRDefault="00000000" w:rsidRPr="00000000" w14:paraId="000000B1">
      <w:pPr>
        <w:pageBreakBefore w:val="0"/>
        <w:jc w:val="center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BAITS são suas especialidades, vem usando bastante Span ultimamente, mas dependendo da pressão de sua partida, ele sempre recorre ao bait.</w:t>
      </w:r>
    </w:p>
    <w:p w:rsidR="00000000" w:rsidDel="00000000" w:rsidP="00000000" w:rsidRDefault="00000000" w:rsidRPr="00000000" w14:paraId="000000B3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26"/>
                <w:szCs w:val="26"/>
                <w:rtl w:val="0"/>
              </w:rPr>
              <w:t xml:space="preserve">                          Decks Recomendados Para Usar:</w:t>
            </w:r>
          </w:p>
        </w:tc>
      </w:tr>
      <w:tr>
        <w:trPr>
          <w:cantSplit w:val="0"/>
          <w:trHeight w:val="154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ageBreakBefore w:val="0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  <w:t xml:space="preserve">                     </w:t>
            </w: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362075" cy="800100"/>
                  <wp:effectExtent b="0" l="0" r="0" t="0"/>
                  <wp:docPr id="6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0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       </w:t>
            </w: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362075" cy="812800"/>
                  <wp:effectExtent b="0" l="0" r="0" t="0"/>
                  <wp:docPr id="62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1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            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7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rFonts w:ascii="Comfortaa" w:cs="Comfortaa" w:eastAsia="Comfortaa" w:hAnsi="Comfortaa"/>
          <w:b w:val="1"/>
          <w:sz w:val="36"/>
          <w:szCs w:val="36"/>
          <w:rtl w:val="0"/>
        </w:rPr>
        <w:t xml:space="preserve">                   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42.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ageBreakBefore w:val="0"/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Maior Probabilidade de Uso</w:t>
            </w:r>
          </w:p>
        </w:tc>
      </w:tr>
      <w:tr>
        <w:trPr>
          <w:cantSplit w:val="0"/>
          <w:trHeight w:val="1914.56787109375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ageBreakBefore w:val="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82% WR                                      63% WR                                    54% WR</w:t>
            </w:r>
          </w:p>
        </w:tc>
      </w:tr>
      <w:tr>
        <w:trPr>
          <w:cantSplit w:val="0"/>
          <w:trHeight w:val="542.3730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ageBreakBefore w:val="0"/>
              <w:rPr>
                <w:sz w:val="32"/>
                <w:szCs w:val="32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 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Probabilidade Média de Uso</w:t>
            </w:r>
          </w:p>
        </w:tc>
      </w:tr>
      <w:tr>
        <w:trPr>
          <w:cantSplit w:val="0"/>
          <w:trHeight w:val="17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  50% WR                            53% WR</w:t>
            </w:r>
          </w:p>
        </w:tc>
      </w:tr>
    </w:tbl>
    <w:p w:rsidR="00000000" w:rsidDel="00000000" w:rsidP="00000000" w:rsidRDefault="00000000" w:rsidRPr="00000000" w14:paraId="000000C2">
      <w:pPr>
        <w:pageBreakBefore w:val="0"/>
        <w:jc w:val="center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O Deck</w:t>
      </w:r>
    </w:p>
    <w:p w:rsidR="00000000" w:rsidDel="00000000" w:rsidP="00000000" w:rsidRDefault="00000000" w:rsidRPr="00000000" w14:paraId="000000C4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26"/>
                <w:szCs w:val="26"/>
                <w:rtl w:val="0"/>
              </w:rPr>
              <w:t xml:space="preserve">                          Decks Recomendados Para Usar:</w:t>
            </w:r>
          </w:p>
        </w:tc>
      </w:tr>
      <w:tr>
        <w:trPr>
          <w:cantSplit w:val="0"/>
          <w:trHeight w:val="154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ageBreakBefore w:val="0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8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sectPr>
      <w:headerReference r:id="rId63" w:type="first"/>
      <w:footerReference r:id="rId64" w:type="default"/>
      <w:footerReference r:id="rId65" w:type="first"/>
      <w:pgSz w:h="16834" w:w="11909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Comfortaa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0">
    <w:pPr>
      <w:pageBreakBefore w:val="0"/>
      <w:rPr>
        <w:b w:val="1"/>
      </w:rPr>
    </w:pPr>
    <w:r w:rsidDel="00000000" w:rsidR="00000000" w:rsidRPr="00000000">
      <w:rPr>
        <w:rtl w:val="0"/>
      </w:rPr>
      <w:t xml:space="preserve">                                                  </w:t>
    </w:r>
    <w:r w:rsidDel="00000000" w:rsidR="00000000" w:rsidRPr="00000000">
      <w:rPr>
        <w:b w:val="1"/>
        <w:rtl w:val="0"/>
      </w:rPr>
      <w:t xml:space="preserve">  </w:t>
    </w:r>
    <w:hyperlink r:id="rId1">
      <w:r w:rsidDel="00000000" w:rsidR="00000000" w:rsidRPr="00000000">
        <w:rPr>
          <w:b w:val="1"/>
          <w:color w:val="1155cc"/>
          <w:rtl w:val="0"/>
        </w:rPr>
        <w:t xml:space="preserve">  @moreiracaiozz</w:t>
      </w:r>
    </w:hyperlink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2">
    <w:pPr>
      <w:pageBreakBefore w:val="0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1">
    <w:pPr>
      <w:pageBreakBefore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1.png"/><Relationship Id="rId42" Type="http://schemas.openxmlformats.org/officeDocument/2006/relationships/image" Target="media/image9.png"/><Relationship Id="rId41" Type="http://schemas.openxmlformats.org/officeDocument/2006/relationships/image" Target="media/image37.png"/><Relationship Id="rId44" Type="http://schemas.openxmlformats.org/officeDocument/2006/relationships/image" Target="media/image16.png"/><Relationship Id="rId43" Type="http://schemas.openxmlformats.org/officeDocument/2006/relationships/image" Target="media/image27.png"/><Relationship Id="rId46" Type="http://schemas.openxmlformats.org/officeDocument/2006/relationships/image" Target="media/image3.png"/><Relationship Id="rId45" Type="http://schemas.openxmlformats.org/officeDocument/2006/relationships/image" Target="media/image4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3.png"/><Relationship Id="rId48" Type="http://schemas.openxmlformats.org/officeDocument/2006/relationships/image" Target="media/image6.png"/><Relationship Id="rId47" Type="http://schemas.openxmlformats.org/officeDocument/2006/relationships/image" Target="media/image40.png"/><Relationship Id="rId49" Type="http://schemas.openxmlformats.org/officeDocument/2006/relationships/image" Target="media/image33.png"/><Relationship Id="rId5" Type="http://schemas.openxmlformats.org/officeDocument/2006/relationships/styles" Target="styles.xml"/><Relationship Id="rId6" Type="http://schemas.openxmlformats.org/officeDocument/2006/relationships/image" Target="media/image26.png"/><Relationship Id="rId7" Type="http://schemas.openxmlformats.org/officeDocument/2006/relationships/image" Target="media/image1.png"/><Relationship Id="rId8" Type="http://schemas.openxmlformats.org/officeDocument/2006/relationships/image" Target="media/image29.png"/><Relationship Id="rId31" Type="http://schemas.openxmlformats.org/officeDocument/2006/relationships/image" Target="media/image49.png"/><Relationship Id="rId30" Type="http://schemas.openxmlformats.org/officeDocument/2006/relationships/image" Target="media/image55.png"/><Relationship Id="rId33" Type="http://schemas.openxmlformats.org/officeDocument/2006/relationships/image" Target="media/image20.png"/><Relationship Id="rId32" Type="http://schemas.openxmlformats.org/officeDocument/2006/relationships/image" Target="media/image36.png"/><Relationship Id="rId35" Type="http://schemas.openxmlformats.org/officeDocument/2006/relationships/image" Target="media/image24.png"/><Relationship Id="rId34" Type="http://schemas.openxmlformats.org/officeDocument/2006/relationships/image" Target="media/image5.png"/><Relationship Id="rId37" Type="http://schemas.openxmlformats.org/officeDocument/2006/relationships/image" Target="media/image28.png"/><Relationship Id="rId36" Type="http://schemas.openxmlformats.org/officeDocument/2006/relationships/image" Target="media/image54.png"/><Relationship Id="rId39" Type="http://schemas.openxmlformats.org/officeDocument/2006/relationships/image" Target="media/image7.png"/><Relationship Id="rId38" Type="http://schemas.openxmlformats.org/officeDocument/2006/relationships/image" Target="media/image47.png"/><Relationship Id="rId62" Type="http://schemas.openxmlformats.org/officeDocument/2006/relationships/image" Target="media/image58.png"/><Relationship Id="rId61" Type="http://schemas.openxmlformats.org/officeDocument/2006/relationships/image" Target="media/image17.png"/><Relationship Id="rId20" Type="http://schemas.openxmlformats.org/officeDocument/2006/relationships/image" Target="media/image18.png"/><Relationship Id="rId64" Type="http://schemas.openxmlformats.org/officeDocument/2006/relationships/footer" Target="footer1.xml"/><Relationship Id="rId63" Type="http://schemas.openxmlformats.org/officeDocument/2006/relationships/header" Target="header1.xml"/><Relationship Id="rId22" Type="http://schemas.openxmlformats.org/officeDocument/2006/relationships/image" Target="media/image19.png"/><Relationship Id="rId21" Type="http://schemas.openxmlformats.org/officeDocument/2006/relationships/image" Target="media/image15.png"/><Relationship Id="rId65" Type="http://schemas.openxmlformats.org/officeDocument/2006/relationships/footer" Target="footer2.xml"/><Relationship Id="rId24" Type="http://schemas.openxmlformats.org/officeDocument/2006/relationships/image" Target="media/image43.png"/><Relationship Id="rId23" Type="http://schemas.openxmlformats.org/officeDocument/2006/relationships/image" Target="media/image56.png"/><Relationship Id="rId60" Type="http://schemas.openxmlformats.org/officeDocument/2006/relationships/image" Target="media/image34.png"/><Relationship Id="rId26" Type="http://schemas.openxmlformats.org/officeDocument/2006/relationships/image" Target="media/image21.png"/><Relationship Id="rId25" Type="http://schemas.openxmlformats.org/officeDocument/2006/relationships/image" Target="media/image52.png"/><Relationship Id="rId28" Type="http://schemas.openxmlformats.org/officeDocument/2006/relationships/image" Target="media/image48.png"/><Relationship Id="rId27" Type="http://schemas.openxmlformats.org/officeDocument/2006/relationships/image" Target="media/image10.png"/><Relationship Id="rId29" Type="http://schemas.openxmlformats.org/officeDocument/2006/relationships/image" Target="media/image31.png"/><Relationship Id="rId51" Type="http://schemas.openxmlformats.org/officeDocument/2006/relationships/image" Target="media/image35.png"/><Relationship Id="rId50" Type="http://schemas.openxmlformats.org/officeDocument/2006/relationships/image" Target="media/image51.png"/><Relationship Id="rId53" Type="http://schemas.openxmlformats.org/officeDocument/2006/relationships/image" Target="media/image23.png"/><Relationship Id="rId52" Type="http://schemas.openxmlformats.org/officeDocument/2006/relationships/image" Target="media/image44.png"/><Relationship Id="rId11" Type="http://schemas.openxmlformats.org/officeDocument/2006/relationships/image" Target="media/image39.png"/><Relationship Id="rId55" Type="http://schemas.openxmlformats.org/officeDocument/2006/relationships/image" Target="media/image45.png"/><Relationship Id="rId10" Type="http://schemas.openxmlformats.org/officeDocument/2006/relationships/image" Target="media/image12.png"/><Relationship Id="rId54" Type="http://schemas.openxmlformats.org/officeDocument/2006/relationships/image" Target="media/image22.png"/><Relationship Id="rId13" Type="http://schemas.openxmlformats.org/officeDocument/2006/relationships/image" Target="media/image30.png"/><Relationship Id="rId57" Type="http://schemas.openxmlformats.org/officeDocument/2006/relationships/image" Target="media/image8.png"/><Relationship Id="rId12" Type="http://schemas.openxmlformats.org/officeDocument/2006/relationships/image" Target="media/image41.png"/><Relationship Id="rId56" Type="http://schemas.openxmlformats.org/officeDocument/2006/relationships/image" Target="media/image32.png"/><Relationship Id="rId15" Type="http://schemas.openxmlformats.org/officeDocument/2006/relationships/image" Target="media/image57.png"/><Relationship Id="rId59" Type="http://schemas.openxmlformats.org/officeDocument/2006/relationships/image" Target="media/image25.png"/><Relationship Id="rId14" Type="http://schemas.openxmlformats.org/officeDocument/2006/relationships/image" Target="media/image14.png"/><Relationship Id="rId58" Type="http://schemas.openxmlformats.org/officeDocument/2006/relationships/image" Target="media/image2.png"/><Relationship Id="rId17" Type="http://schemas.openxmlformats.org/officeDocument/2006/relationships/image" Target="media/image13.png"/><Relationship Id="rId16" Type="http://schemas.openxmlformats.org/officeDocument/2006/relationships/image" Target="media/image50.png"/><Relationship Id="rId19" Type="http://schemas.openxmlformats.org/officeDocument/2006/relationships/image" Target="media/image42.png"/><Relationship Id="rId1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omfortaa-regular.ttf"/><Relationship Id="rId2" Type="http://schemas.openxmlformats.org/officeDocument/2006/relationships/font" Target="fonts/Comfortaa-bold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hyperlink" Target="https://twitter.com/moreiracaiozz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